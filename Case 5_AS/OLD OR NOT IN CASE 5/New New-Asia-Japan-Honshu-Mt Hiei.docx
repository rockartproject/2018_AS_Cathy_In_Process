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A20CF5">
      <w:r>
        <w:t>New New-Asia-Japan-Honshu-</w:t>
      </w:r>
      <w:del w:id="0" w:author="Ralph Coffman" w:date="2017-04-08T04:23:00Z">
        <w:r w:rsidDel="00065DA0">
          <w:delText>Teradani</w:delText>
        </w:r>
      </w:del>
      <w:ins w:id="1" w:author="Ralph Coffman" w:date="2017-04-08T04:23:00Z">
        <w:r w:rsidR="00065DA0">
          <w:t xml:space="preserve">Mt </w:t>
        </w:r>
        <w:proofErr w:type="spellStart"/>
        <w:r w:rsidR="00065DA0">
          <w:t>H</w:t>
        </w:r>
      </w:ins>
      <w:ins w:id="2" w:author="Ralph Coffman" w:date="2017-04-08T04:24:00Z">
        <w:r w:rsidR="00065DA0">
          <w:t>i</w:t>
        </w:r>
      </w:ins>
      <w:ins w:id="3" w:author="Ralph Coffman" w:date="2017-04-08T04:23:00Z">
        <w:r w:rsidR="00065DA0">
          <w:t>ei</w:t>
        </w:r>
      </w:ins>
      <w:proofErr w:type="spellEnd"/>
    </w:p>
    <w:p w:rsidR="00065DA0" w:rsidRDefault="00065DA0">
      <w:r>
        <w:rPr>
          <w:noProof/>
        </w:rPr>
        <w:drawing>
          <wp:inline distT="0" distB="0" distL="0" distR="0" wp14:anchorId="381EBA74" wp14:editId="72741E1D">
            <wp:extent cx="5943600" cy="3912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912870"/>
                    </a:xfrm>
                    <a:prstGeom prst="rect">
                      <a:avLst/>
                    </a:prstGeom>
                  </pic:spPr>
                </pic:pic>
              </a:graphicData>
            </a:graphic>
          </wp:inline>
        </w:drawing>
      </w:r>
    </w:p>
    <w:p w:rsidR="00065DA0" w:rsidRDefault="00065DA0">
      <w:r>
        <w:t xml:space="preserve">Paleolithic tools from the Mt. </w:t>
      </w:r>
      <w:proofErr w:type="spellStart"/>
      <w:r>
        <w:t>Hiei</w:t>
      </w:r>
      <w:proofErr w:type="spellEnd"/>
      <w:r>
        <w:t xml:space="preserve"> area, </w:t>
      </w:r>
      <w:del w:id="4" w:author="Ralph Coffman" w:date="2017-04-08T04:26:00Z">
        <w:r w:rsidDel="00D57163">
          <w:delText xml:space="preserve">Sakyo ward, </w:delText>
        </w:r>
      </w:del>
      <w:r>
        <w:t>Kyoto, Japan</w:t>
      </w:r>
      <w:ins w:id="5" w:author="Ralph Coffman" w:date="2017-04-08T09:13:00Z">
        <w:r w:rsidR="00161F17">
          <w:t xml:space="preserve">. Left to right: </w:t>
        </w:r>
      </w:ins>
      <w:ins w:id="6" w:author="Ralph Coffman" w:date="2017-04-08T09:14:00Z">
        <w:r w:rsidR="00161F17">
          <w:t xml:space="preserve">2 </w:t>
        </w:r>
      </w:ins>
      <w:ins w:id="7" w:author="Ralph Coffman" w:date="2017-04-08T09:13:00Z">
        <w:r w:rsidR="00161F17">
          <w:t xml:space="preserve">projectile points, </w:t>
        </w:r>
      </w:ins>
      <w:ins w:id="8" w:author="Ralph Coffman" w:date="2017-04-08T09:14:00Z">
        <w:r w:rsidR="00161F17">
          <w:t>hand</w:t>
        </w:r>
      </w:ins>
      <w:ins w:id="9" w:author="Ralph Coffman" w:date="2017-04-08T09:20:00Z">
        <w:r w:rsidR="00DD1B0F">
          <w:t>-</w:t>
        </w:r>
      </w:ins>
      <w:ins w:id="10" w:author="Ralph Coffman" w:date="2017-04-08T09:14:00Z">
        <w:r w:rsidR="00161F17">
          <w:t xml:space="preserve">axe </w:t>
        </w:r>
      </w:ins>
      <w:ins w:id="11" w:author="Ralph Coffman" w:date="2017-04-08T09:13:00Z">
        <w:r w:rsidR="00161F17">
          <w:t>chopper</w:t>
        </w:r>
      </w:ins>
      <w:ins w:id="12" w:author="Ralph Coffman" w:date="2017-04-08T09:14:00Z">
        <w:r w:rsidR="00161F17">
          <w:t xml:space="preserve"> (center)</w:t>
        </w:r>
      </w:ins>
      <w:ins w:id="13" w:author="Ralph Coffman" w:date="2017-04-08T09:13:00Z">
        <w:r w:rsidR="00161F17">
          <w:t>,</w:t>
        </w:r>
      </w:ins>
      <w:ins w:id="14" w:author="Ralph Coffman" w:date="2017-04-08T09:14:00Z">
        <w:r w:rsidR="00161F17">
          <w:t xml:space="preserve"> hafted (?) chopper</w:t>
        </w:r>
      </w:ins>
      <w:ins w:id="15" w:author="Ralph Coffman" w:date="2017-04-08T09:21:00Z">
        <w:r w:rsidR="00DD1B0F">
          <w:t xml:space="preserve"> (top)</w:t>
        </w:r>
      </w:ins>
      <w:ins w:id="16" w:author="Ralph Coffman" w:date="2017-04-08T09:14:00Z">
        <w:r w:rsidR="00161F17">
          <w:t>, scraper.</w:t>
        </w:r>
      </w:ins>
      <w:ins w:id="17" w:author="Ralph Coffman" w:date="2017-04-08T09:15:00Z">
        <w:r w:rsidR="00DD1B0F">
          <w:t xml:space="preserve"> </w:t>
        </w:r>
      </w:ins>
    </w:p>
    <w:p w:rsidR="00065DA0" w:rsidRDefault="00065DA0"/>
    <w:p w:rsidR="00D57163" w:rsidRDefault="00065DA0" w:rsidP="00065DA0">
      <w:pPr>
        <w:rPr>
          <w:ins w:id="18" w:author="Ralph Coffman" w:date="2017-04-08T04:26:00Z"/>
        </w:rPr>
      </w:pPr>
      <w:ins w:id="19" w:author="Ralph Coffman" w:date="2017-04-08T04:21:00Z">
        <w:r>
          <w:rPr>
            <w:noProof/>
          </w:rPr>
          <w:drawing>
            <wp:inline distT="0" distB="0" distL="0" distR="0" wp14:anchorId="0AF6C14D" wp14:editId="3D802C8E">
              <wp:extent cx="2654300" cy="1968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71704" cy="1980944"/>
                      </a:xfrm>
                      <a:prstGeom prst="rect">
                        <a:avLst/>
                      </a:prstGeom>
                    </pic:spPr>
                  </pic:pic>
                </a:graphicData>
              </a:graphic>
            </wp:inline>
          </w:drawing>
        </w:r>
      </w:ins>
      <w:ins w:id="20" w:author="Ralph Coffman" w:date="2017-04-08T09:19:00Z">
        <w:r w:rsidR="00DD1B0F" w:rsidRPr="00DD1B0F">
          <w:rPr>
            <w:noProof/>
          </w:rPr>
          <w:t xml:space="preserve"> </w:t>
        </w:r>
        <w:r w:rsidR="00DD1B0F">
          <w:rPr>
            <w:noProof/>
          </w:rPr>
          <w:drawing>
            <wp:inline distT="0" distB="0" distL="0" distR="0" wp14:anchorId="0E5B8C5D" wp14:editId="7E6FBFC7">
              <wp:extent cx="3130912" cy="19524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090" cy="1965055"/>
                      </a:xfrm>
                      <a:prstGeom prst="rect">
                        <a:avLst/>
                      </a:prstGeom>
                    </pic:spPr>
                  </pic:pic>
                </a:graphicData>
              </a:graphic>
            </wp:inline>
          </w:drawing>
        </w:r>
      </w:ins>
    </w:p>
    <w:p w:rsidR="00065DA0" w:rsidDel="00065DA0" w:rsidRDefault="00DD1B0F">
      <w:pPr>
        <w:rPr>
          <w:del w:id="21" w:author="Ralph Coffman" w:date="2017-04-08T04:20:00Z"/>
        </w:rPr>
      </w:pPr>
      <w:ins w:id="22" w:author="Ralph Coffman" w:date="2017-04-08T09:15:00Z">
        <w:r>
          <w:t xml:space="preserve">Location of find on Mt. </w:t>
        </w:r>
        <w:proofErr w:type="spellStart"/>
        <w:r>
          <w:t>Hiei</w:t>
        </w:r>
        <w:proofErr w:type="spellEnd"/>
        <w:r>
          <w:t xml:space="preserve">, </w:t>
        </w:r>
      </w:ins>
      <w:del w:id="23" w:author="Ralph Coffman" w:date="2017-04-08T04:20:00Z">
        <w:r w:rsidR="00065DA0" w:rsidDel="00065DA0">
          <w:rPr>
            <w:noProof/>
          </w:rPr>
          <w:drawing>
            <wp:inline distT="0" distB="0" distL="0" distR="0" wp14:anchorId="2F33365A" wp14:editId="16274EA2">
              <wp:extent cx="3362325" cy="923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2325" cy="923925"/>
                      </a:xfrm>
                      <a:prstGeom prst="rect">
                        <a:avLst/>
                      </a:prstGeom>
                    </pic:spPr>
                  </pic:pic>
                </a:graphicData>
              </a:graphic>
            </wp:inline>
          </w:drawing>
        </w:r>
      </w:del>
    </w:p>
    <w:p w:rsidR="00A20CF5" w:rsidDel="00065DA0" w:rsidRDefault="00065DA0">
      <w:pPr>
        <w:rPr>
          <w:del w:id="24" w:author="Ralph Coffman" w:date="2017-04-08T04:20:00Z"/>
        </w:rPr>
      </w:pPr>
      <w:del w:id="25" w:author="Ralph Coffman" w:date="2017-04-08T04:20:00Z">
        <w:r w:rsidRPr="00065DA0" w:rsidDel="00065DA0">
          <w:delText>35.0690267,135.829871</w:delText>
        </w:r>
      </w:del>
    </w:p>
    <w:p w:rsidR="00065DA0" w:rsidRDefault="00065DA0" w:rsidP="00065DA0">
      <w:pPr>
        <w:rPr>
          <w:ins w:id="26" w:author="Ralph Coffman" w:date="2017-04-08T04:20:00Z"/>
        </w:rPr>
      </w:pPr>
      <w:ins w:id="27" w:author="Ralph Coffman" w:date="2017-04-08T04:20:00Z">
        <w:r w:rsidRPr="00065DA0">
          <w:t>35.0693644</w:t>
        </w:r>
        <w:proofErr w:type="gramStart"/>
        <w:r w:rsidRPr="00065DA0">
          <w:t>,135.8316947</w:t>
        </w:r>
      </w:ins>
      <w:proofErr w:type="gramEnd"/>
      <w:ins w:id="28" w:author="Ralph Coffman" w:date="2017-04-08T09:16:00Z">
        <w:r w:rsidR="00DD1B0F">
          <w:t>.</w:t>
        </w:r>
      </w:ins>
    </w:p>
    <w:p w:rsidR="00065DA0" w:rsidDel="00065DA0" w:rsidRDefault="00065DA0">
      <w:pPr>
        <w:rPr>
          <w:del w:id="29" w:author="Ralph Coffman" w:date="2017-04-08T04:20:00Z"/>
        </w:rPr>
      </w:pPr>
      <w:del w:id="30" w:author="Ralph Coffman" w:date="2017-04-08T04:20:00Z">
        <w:r w:rsidDel="00065DA0">
          <w:object w:dxaOrig="7924" w:dyaOrig="5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252pt" o:ole="">
              <v:imagedata r:id="rId8" o:title=""/>
            </v:shape>
            <o:OLEObject Type="Embed" ProgID="Unknown" ShapeID="_x0000_i1025" DrawAspect="Content" ObjectID="_1553149182" r:id="rId9"/>
          </w:object>
        </w:r>
      </w:del>
    </w:p>
    <w:p w:rsidR="00065DA0" w:rsidDel="00065DA0" w:rsidRDefault="00065DA0" w:rsidP="00065DA0">
      <w:pPr>
        <w:rPr>
          <w:del w:id="31" w:author="Ralph Coffman" w:date="2017-04-08T04:20:00Z"/>
        </w:rPr>
      </w:pPr>
      <w:del w:id="32" w:author="Ralph Coffman" w:date="2017-04-08T04:20:00Z">
        <w:r w:rsidRPr="00065DA0" w:rsidDel="00065DA0">
          <w:delText>35.0690267,135.829871</w:delText>
        </w:r>
      </w:del>
    </w:p>
    <w:p w:rsidR="00065DA0" w:rsidRDefault="00065DA0" w:rsidP="00065DA0">
      <w:r>
        <w:t>Th</w:t>
      </w:r>
      <w:del w:id="33" w:author="Ralph Coffman" w:date="2017-04-08T09:05:00Z">
        <w:r w:rsidDel="00161F17">
          <w:delText>is</w:delText>
        </w:r>
      </w:del>
      <w:proofErr w:type="gramStart"/>
      <w:ins w:id="34" w:author="Ralph Coffman" w:date="2017-04-08T09:05:00Z">
        <w:r w:rsidR="00161F17">
          <w:t>ese</w:t>
        </w:r>
      </w:ins>
      <w:proofErr w:type="gramEnd"/>
      <w:r>
        <w:t xml:space="preserve"> </w:t>
      </w:r>
      <w:del w:id="35" w:author="Ralph Coffman" w:date="2017-04-08T09:05:00Z">
        <w:r w:rsidDel="00161F17">
          <w:delText xml:space="preserve">open </w:delText>
        </w:r>
      </w:del>
      <w:del w:id="36" w:author="Ralph Coffman" w:date="2017-04-08T09:06:00Z">
        <w:r w:rsidDel="00161F17">
          <w:delText>air</w:delText>
        </w:r>
      </w:del>
      <w:ins w:id="37" w:author="Ralph Coffman" w:date="2017-04-08T09:05:00Z">
        <w:r w:rsidR="00161F17">
          <w:t xml:space="preserve"> </w:t>
        </w:r>
      </w:ins>
      <w:del w:id="38" w:author="Ralph Coffman" w:date="2017-04-08T09:05:00Z">
        <w:r w:rsidDel="00161F17">
          <w:delText xml:space="preserve"> </w:delText>
        </w:r>
      </w:del>
      <w:del w:id="39" w:author="Ralph Coffman" w:date="2017-04-08T04:11:00Z">
        <w:r w:rsidDel="00065DA0">
          <w:delText xml:space="preserve">Middle </w:delText>
        </w:r>
      </w:del>
      <w:ins w:id="40" w:author="Ralph Coffman" w:date="2017-04-08T04:11:00Z">
        <w:r>
          <w:t>Lower</w:t>
        </w:r>
        <w:r>
          <w:t xml:space="preserve"> </w:t>
        </w:r>
      </w:ins>
      <w:r>
        <w:t xml:space="preserve">Paleolithic </w:t>
      </w:r>
      <w:del w:id="41" w:author="Ralph Coffman" w:date="2017-04-08T09:06:00Z">
        <w:r w:rsidDel="00161F17">
          <w:delText xml:space="preserve">site </w:delText>
        </w:r>
      </w:del>
      <w:ins w:id="42" w:author="Ralph Coffman" w:date="2017-04-08T09:06:00Z">
        <w:r w:rsidR="00161F17">
          <w:t xml:space="preserve">tools </w:t>
        </w:r>
      </w:ins>
      <w:ins w:id="43" w:author="Ralph Coffman" w:date="2017-04-08T09:26:00Z">
        <w:r w:rsidR="00745EAA">
          <w:t xml:space="preserve">were found eroding out of a bank on Mt </w:t>
        </w:r>
        <w:proofErr w:type="spellStart"/>
        <w:r w:rsidR="00745EAA">
          <w:t>Hiei</w:t>
        </w:r>
        <w:proofErr w:type="spellEnd"/>
        <w:r w:rsidR="00745EAA">
          <w:t xml:space="preserve">. They </w:t>
        </w:r>
      </w:ins>
      <w:del w:id="44" w:author="Ralph Coffman" w:date="2017-04-08T09:06:00Z">
        <w:r w:rsidDel="00161F17">
          <w:delText>is</w:delText>
        </w:r>
      </w:del>
      <w:del w:id="45" w:author="Ralph Coffman" w:date="2017-04-08T09:21:00Z">
        <w:r w:rsidDel="00DD1B0F">
          <w:delText xml:space="preserve"> very rare and </w:delText>
        </w:r>
      </w:del>
      <w:del w:id="46" w:author="Ralph Coffman" w:date="2017-04-08T09:06:00Z">
        <w:r w:rsidDel="00161F17">
          <w:delText>is apparently</w:delText>
        </w:r>
      </w:del>
      <w:del w:id="47" w:author="Ralph Coffman" w:date="2017-04-08T09:21:00Z">
        <w:r w:rsidDel="00DD1B0F">
          <w:delText xml:space="preserve"> older than 38,000 </w:delText>
        </w:r>
      </w:del>
      <w:del w:id="48" w:author="Ralph Coffman" w:date="2017-04-08T09:06:00Z">
        <w:r w:rsidDel="00161F17">
          <w:delText xml:space="preserve">cal </w:delText>
        </w:r>
      </w:del>
      <w:del w:id="49" w:author="Ralph Coffman" w:date="2017-04-08T09:21:00Z">
        <w:r w:rsidDel="00DD1B0F">
          <w:delText xml:space="preserve">BP </w:delText>
        </w:r>
      </w:del>
      <w:del w:id="50" w:author="Ralph Coffman" w:date="2017-04-08T09:06:00Z">
        <w:r w:rsidDel="00161F17">
          <w:delText>and is</w:delText>
        </w:r>
      </w:del>
      <w:ins w:id="51" w:author="Ralph Coffman" w:date="2017-04-08T09:06:00Z">
        <w:r w:rsidR="00161F17">
          <w:t>are</w:t>
        </w:r>
      </w:ins>
      <w:r>
        <w:t xml:space="preserve"> technologically more “archaic” in </w:t>
      </w:r>
      <w:del w:id="52" w:author="Ralph Coffman" w:date="2017-04-08T09:06:00Z">
        <w:r w:rsidDel="00161F17">
          <w:delText xml:space="preserve">its Paleolithic </w:delText>
        </w:r>
      </w:del>
      <w:ins w:id="53" w:author="Ralph Coffman" w:date="2017-04-08T09:06:00Z">
        <w:r w:rsidR="00161F17">
          <w:t xml:space="preserve">their </w:t>
        </w:r>
      </w:ins>
      <w:del w:id="54" w:author="Ralph Coffman" w:date="2017-04-08T09:26:00Z">
        <w:r w:rsidDel="00745EAA">
          <w:delText xml:space="preserve">assemblage </w:delText>
        </w:r>
      </w:del>
      <w:ins w:id="55" w:author="Ralph Coffman" w:date="2017-04-08T09:26:00Z">
        <w:r w:rsidR="00745EAA">
          <w:t>workmanship</w:t>
        </w:r>
        <w:r w:rsidR="00745EAA">
          <w:t xml:space="preserve"> </w:t>
        </w:r>
      </w:ins>
      <w:r>
        <w:t xml:space="preserve">than </w:t>
      </w:r>
      <w:del w:id="56" w:author="Ralph Coffman" w:date="2017-04-08T09:27:00Z">
        <w:r w:rsidDel="00745EAA">
          <w:delText xml:space="preserve">the </w:delText>
        </w:r>
      </w:del>
      <w:r>
        <w:t xml:space="preserve">Early Upper Paleolithic (EUP) </w:t>
      </w:r>
      <w:ins w:id="57" w:author="Ralph Coffman" w:date="2017-04-08T09:27:00Z">
        <w:r w:rsidR="00745EAA">
          <w:t xml:space="preserve">tools. </w:t>
        </w:r>
      </w:ins>
      <w:del w:id="58" w:author="Ralph Coffman" w:date="2017-04-08T09:07:00Z">
        <w:r w:rsidDel="00161F17">
          <w:delText xml:space="preserve"> </w:delText>
        </w:r>
      </w:del>
      <w:del w:id="59" w:author="Ralph Coffman" w:date="2017-04-08T09:27:00Z">
        <w:r w:rsidDel="00745EAA">
          <w:delText>which</w:delText>
        </w:r>
      </w:del>
      <w:del w:id="60" w:author="Ralph Coffman" w:date="2017-04-08T09:28:00Z">
        <w:r w:rsidDel="00745EAA">
          <w:delText xml:space="preserve"> is defined primarily </w:delText>
        </w:r>
      </w:del>
      <w:del w:id="61" w:author="Ralph Coffman" w:date="2017-04-08T09:23:00Z">
        <w:r w:rsidDel="00DD1B0F">
          <w:delText xml:space="preserve">(but not exclusively) </w:delText>
        </w:r>
      </w:del>
      <w:del w:id="62" w:author="Ralph Coffman" w:date="2017-04-08T09:28:00Z">
        <w:r w:rsidDel="00745EAA">
          <w:delText xml:space="preserve">before the Aira-Tn (AT) tephra fall at 30,000 cal BP.  </w:delText>
        </w:r>
      </w:del>
      <w:ins w:id="63" w:author="Ralph Coffman" w:date="2017-04-08T04:05:00Z">
        <w:r>
          <w:t xml:space="preserve">When </w:t>
        </w:r>
      </w:ins>
      <w:del w:id="64" w:author="Ralph Coffman" w:date="2017-04-08T04:04:00Z">
        <w:r w:rsidDel="00065DA0">
          <w:delText>When t</w:delText>
        </w:r>
      </w:del>
      <w:ins w:id="65" w:author="Ralph Coffman" w:date="2017-04-08T04:04:00Z">
        <w:r>
          <w:t>t</w:t>
        </w:r>
      </w:ins>
      <w:r>
        <w:t xml:space="preserve">he </w:t>
      </w:r>
      <w:ins w:id="66" w:author="Ralph Coffman" w:date="2017-04-08T04:03:00Z">
        <w:r>
          <w:t>E</w:t>
        </w:r>
      </w:ins>
      <w:r>
        <w:t xml:space="preserve">UP suddenly </w:t>
      </w:r>
      <w:del w:id="67" w:author="Ralph Coffman" w:date="2017-04-08T09:09:00Z">
        <w:r w:rsidDel="00161F17">
          <w:delText xml:space="preserve">emerged </w:delText>
        </w:r>
      </w:del>
      <w:ins w:id="68" w:author="Ralph Coffman" w:date="2017-04-08T09:09:00Z">
        <w:r w:rsidR="00161F17">
          <w:t>erupted</w:t>
        </w:r>
        <w:r w:rsidR="00161F17">
          <w:t xml:space="preserve"> </w:t>
        </w:r>
      </w:ins>
      <w:r>
        <w:t xml:space="preserve">in different regions of Japan </w:t>
      </w:r>
      <w:del w:id="69" w:author="Ralph Coffman" w:date="2017-04-08T04:04:00Z">
        <w:r w:rsidDel="00065DA0">
          <w:delText xml:space="preserve">around </w:delText>
        </w:r>
      </w:del>
      <w:ins w:id="70" w:author="Ralph Coffman" w:date="2017-04-08T04:04:00Z">
        <w:r>
          <w:t>ca</w:t>
        </w:r>
        <w:r>
          <w:t xml:space="preserve"> </w:t>
        </w:r>
      </w:ins>
      <w:r>
        <w:t xml:space="preserve">38,000 </w:t>
      </w:r>
      <w:del w:id="71" w:author="Ralph Coffman" w:date="2017-04-08T04:04:00Z">
        <w:r w:rsidDel="00065DA0">
          <w:delText>years ago</w:delText>
        </w:r>
      </w:del>
      <w:ins w:id="72" w:author="Ralph Coffman" w:date="2017-04-08T04:04:00Z">
        <w:r>
          <w:t>BP</w:t>
        </w:r>
      </w:ins>
      <w:del w:id="73" w:author="Ralph Coffman" w:date="2017-04-08T09:10:00Z">
        <w:r w:rsidDel="00161F17">
          <w:delText xml:space="preserve">, </w:delText>
        </w:r>
      </w:del>
      <w:ins w:id="74" w:author="Ralph Coffman" w:date="2017-04-08T09:10:00Z">
        <w:r w:rsidR="00161F17">
          <w:t xml:space="preserve"> more than 500 recorded EUP sites across the archipelago </w:t>
        </w:r>
      </w:ins>
      <w:del w:id="75" w:author="Ralph Coffman" w:date="2017-04-08T09:11:00Z">
        <w:r w:rsidDel="00161F17">
          <w:delText xml:space="preserve">signaling </w:delText>
        </w:r>
      </w:del>
      <w:ins w:id="76" w:author="Ralph Coffman" w:date="2017-04-08T09:11:00Z">
        <w:r w:rsidR="00161F17">
          <w:t>signal</w:t>
        </w:r>
        <w:r w:rsidR="00161F17">
          <w:t>ed</w:t>
        </w:r>
        <w:r w:rsidR="00161F17">
          <w:t xml:space="preserve"> </w:t>
        </w:r>
      </w:ins>
      <w:r>
        <w:t xml:space="preserve">the arrival of </w:t>
      </w:r>
      <w:r>
        <w:rPr>
          <w:rStyle w:val="Emphasis"/>
        </w:rPr>
        <w:t>H. sapiens</w:t>
      </w:r>
      <w:r>
        <w:t xml:space="preserve"> </w:t>
      </w:r>
      <w:proofErr w:type="spellStart"/>
      <w:ins w:id="77" w:author="Ralph Coffman" w:date="2017-04-08T04:17:00Z">
        <w:r w:rsidRPr="00065DA0">
          <w:rPr>
            <w:i/>
            <w:rPrChange w:id="78" w:author="Ralph Coffman" w:date="2017-04-08T04:17:00Z">
              <w:rPr/>
            </w:rPrChange>
          </w:rPr>
          <w:t>sapiens</w:t>
        </w:r>
      </w:ins>
      <w:proofErr w:type="spellEnd"/>
      <w:del w:id="79" w:author="Ralph Coffman" w:date="2017-04-08T09:07:00Z">
        <w:r w:rsidDel="00161F17">
          <w:delText>at that time in this part of eastern Asia</w:delText>
        </w:r>
      </w:del>
      <w:ins w:id="80" w:author="Ralph Coffman" w:date="2017-04-08T09:11:00Z">
        <w:r w:rsidR="00161F17">
          <w:t>. A</w:t>
        </w:r>
      </w:ins>
      <w:ins w:id="81" w:author="Ralph Coffman" w:date="2017-04-08T04:05:00Z">
        <w:r>
          <w:t xml:space="preserve"> </w:t>
        </w:r>
        <w:r>
          <w:lastRenderedPageBreak/>
          <w:t xml:space="preserve">distinctive aspect of </w:t>
        </w:r>
      </w:ins>
      <w:ins w:id="82" w:author="Ralph Coffman" w:date="2017-04-08T09:11:00Z">
        <w:r w:rsidR="00161F17">
          <w:t>EUP</w:t>
        </w:r>
      </w:ins>
      <w:ins w:id="83" w:author="Ralph Coffman" w:date="2017-04-08T04:05:00Z">
        <w:r>
          <w:t xml:space="preserve"> lithic procurement that is NOT represented in the present lithic tools</w:t>
        </w:r>
      </w:ins>
      <w:ins w:id="84" w:author="Ralph Coffman" w:date="2017-04-08T09:12:00Z">
        <w:r w:rsidR="00161F17">
          <w:t xml:space="preserve"> is</w:t>
        </w:r>
      </w:ins>
      <w:ins w:id="85" w:author="Ralph Coffman" w:date="2017-04-08T04:10:00Z">
        <w:r>
          <w:t xml:space="preserve"> </w:t>
        </w:r>
      </w:ins>
      <w:ins w:id="86" w:author="Ralph Coffman" w:date="2017-04-08T04:06:00Z">
        <w:r>
          <w:t xml:space="preserve">the </w:t>
        </w:r>
        <w:r>
          <w:t>strategic use of high</w:t>
        </w:r>
      </w:ins>
      <w:ins w:id="87" w:author="Ralph Coffman" w:date="2017-04-08T09:08:00Z">
        <w:r w:rsidR="00161F17">
          <w:t>-</w:t>
        </w:r>
      </w:ins>
      <w:ins w:id="88" w:author="Ralph Coffman" w:date="2017-04-08T04:06:00Z">
        <w:r>
          <w:t>quality lithic raw materials</w:t>
        </w:r>
      </w:ins>
      <w:del w:id="89" w:author="Ralph Coffman" w:date="2017-04-08T04:10:00Z">
        <w:r w:rsidDel="00065DA0">
          <w:delText>.</w:delText>
        </w:r>
      </w:del>
      <w:ins w:id="90" w:author="Ralph Coffman" w:date="2017-04-08T04:27:00Z">
        <w:r w:rsidR="00D57163">
          <w:t>.</w:t>
        </w:r>
      </w:ins>
      <w:ins w:id="91" w:author="Ralph Coffman" w:date="2017-04-08T04:10:00Z">
        <w:r>
          <w:t xml:space="preserve"> </w:t>
        </w:r>
      </w:ins>
      <w:ins w:id="92" w:author="Ralph Coffman" w:date="2017-04-08T04:27:00Z">
        <w:r w:rsidR="00D57163">
          <w:t>T</w:t>
        </w:r>
      </w:ins>
      <w:ins w:id="93" w:author="Ralph Coffman" w:date="2017-04-08T04:10:00Z">
        <w:r>
          <w:t xml:space="preserve">he present raw material used for these </w:t>
        </w:r>
      </w:ins>
      <w:ins w:id="94" w:author="Ralph Coffman" w:date="2017-04-08T04:11:00Z">
        <w:r>
          <w:t>Lower</w:t>
        </w:r>
      </w:ins>
      <w:ins w:id="95" w:author="Ralph Coffman" w:date="2017-04-08T04:10:00Z">
        <w:r>
          <w:t xml:space="preserve"> Paleolithic </w:t>
        </w:r>
      </w:ins>
      <w:ins w:id="96" w:author="Ralph Coffman" w:date="2017-04-08T04:11:00Z">
        <w:r>
          <w:t>tools</w:t>
        </w:r>
      </w:ins>
      <w:ins w:id="97" w:author="Ralph Coffman" w:date="2017-04-08T04:10:00Z">
        <w:r>
          <w:t xml:space="preserve"> can be characterized as </w:t>
        </w:r>
      </w:ins>
      <w:ins w:id="98" w:author="Ralph Coffman" w:date="2017-04-08T09:08:00Z">
        <w:r w:rsidR="00161F17">
          <w:t>“</w:t>
        </w:r>
      </w:ins>
      <w:ins w:id="99" w:author="Ralph Coffman" w:date="2017-04-08T04:10:00Z">
        <w:r>
          <w:t>siliceous shale</w:t>
        </w:r>
      </w:ins>
      <w:ins w:id="100" w:author="Ralph Coffman" w:date="2017-04-08T09:08:00Z">
        <w:r w:rsidR="00161F17">
          <w:t>”</w:t>
        </w:r>
      </w:ins>
      <w:ins w:id="101" w:author="Ralph Coffman" w:date="2017-04-08T04:10:00Z">
        <w:r>
          <w:t xml:space="preserve"> or “hard” shale</w:t>
        </w:r>
      </w:ins>
      <w:ins w:id="102" w:author="Ralph Coffman" w:date="2017-04-08T04:11:00Z">
        <w:r>
          <w:t>, certainly not a high</w:t>
        </w:r>
      </w:ins>
      <w:ins w:id="103" w:author="Ralph Coffman" w:date="2017-04-08T09:08:00Z">
        <w:r w:rsidR="00161F17">
          <w:t>-</w:t>
        </w:r>
      </w:ins>
      <w:ins w:id="104" w:author="Ralph Coffman" w:date="2017-04-08T04:11:00Z">
        <w:r>
          <w:t>quality lithic raw material.</w:t>
        </w:r>
      </w:ins>
      <w:ins w:id="105" w:author="Ralph Coffman" w:date="2017-04-08T09:22:00Z">
        <w:r w:rsidR="00DD1B0F">
          <w:t xml:space="preserve"> </w:t>
        </w:r>
      </w:ins>
      <w:ins w:id="106" w:author="Ralph Coffman" w:date="2017-04-08T09:28:00Z">
        <w:r w:rsidR="00745EAA">
          <w:t xml:space="preserve">EUP is defined primarily before the </w:t>
        </w:r>
        <w:bookmarkStart w:id="107" w:name="_GoBack"/>
        <w:proofErr w:type="spellStart"/>
        <w:r w:rsidR="00745EAA">
          <w:t>Aira-Tn</w:t>
        </w:r>
        <w:proofErr w:type="spellEnd"/>
        <w:r w:rsidR="00745EAA">
          <w:t xml:space="preserve"> </w:t>
        </w:r>
        <w:bookmarkEnd w:id="107"/>
        <w:r w:rsidR="00745EAA">
          <w:t xml:space="preserve">(AT) tephra fall at 30,000 </w:t>
        </w:r>
        <w:proofErr w:type="spellStart"/>
        <w:r w:rsidR="00745EAA">
          <w:t>cal</w:t>
        </w:r>
        <w:proofErr w:type="spellEnd"/>
        <w:r w:rsidR="00745EAA">
          <w:t xml:space="preserve"> BP</w:t>
        </w:r>
      </w:ins>
      <w:ins w:id="108" w:author="Ralph Coffman" w:date="2017-04-08T09:29:00Z">
        <w:r w:rsidR="00745EAA">
          <w:t xml:space="preserve"> and sites </w:t>
        </w:r>
      </w:ins>
      <w:ins w:id="109" w:author="Ralph Coffman" w:date="2017-04-08T09:31:00Z">
        <w:r w:rsidR="00E10828">
          <w:t>i</w:t>
        </w:r>
        <w:r w:rsidR="00E10828">
          <w:t xml:space="preserve">n some areas are buried in well-stratified, thick </w:t>
        </w:r>
        <w:proofErr w:type="spellStart"/>
        <w:r w:rsidR="00E10828">
          <w:t>eolian</w:t>
        </w:r>
        <w:proofErr w:type="spellEnd"/>
        <w:r w:rsidR="00E10828">
          <w:t xml:space="preserve"> deposits containing key </w:t>
        </w:r>
        <w:proofErr w:type="spellStart"/>
        <w:r w:rsidR="00E10828">
          <w:t>tephras</w:t>
        </w:r>
        <w:proofErr w:type="spellEnd"/>
        <w:r w:rsidR="00E10828">
          <w:t xml:space="preserve"> useful </w:t>
        </w:r>
        <w:r w:rsidR="00E10828">
          <w:t>in</w:t>
        </w:r>
        <w:r w:rsidR="00E10828">
          <w:t xml:space="preserve"> stratigraphic correlation and </w:t>
        </w:r>
        <w:r w:rsidR="00E10828">
          <w:t>dating</w:t>
        </w:r>
      </w:ins>
      <w:ins w:id="110" w:author="Ralph Coffman" w:date="2017-04-08T09:28:00Z">
        <w:r w:rsidR="00745EAA">
          <w:t xml:space="preserve">.  </w:t>
        </w:r>
      </w:ins>
      <w:ins w:id="111" w:author="Ralph Coffman" w:date="2017-04-08T09:31:00Z">
        <w:r w:rsidR="00E10828">
          <w:t xml:space="preserve">These tools were leached out of the soil and appear to have been isolated from any organized use of occupation spaces, suggesting that they represent a </w:t>
        </w:r>
      </w:ins>
      <w:ins w:id="112" w:author="Ralph Coffman" w:date="2017-04-08T09:33:00Z">
        <w:r w:rsidR="00E10828">
          <w:t xml:space="preserve">solitary </w:t>
        </w:r>
      </w:ins>
      <w:ins w:id="113" w:author="Ralph Coffman" w:date="2017-04-08T09:31:00Z">
        <w:r w:rsidR="00E10828">
          <w:t xml:space="preserve">hunting site. </w:t>
        </w:r>
      </w:ins>
      <w:ins w:id="114" w:author="Ralph Coffman" w:date="2017-04-08T04:11:00Z">
        <w:r>
          <w:t xml:space="preserve">Thus, the </w:t>
        </w:r>
      </w:ins>
      <w:ins w:id="115" w:author="Ralph Coffman" w:date="2017-04-08T04:13:00Z">
        <w:r>
          <w:t>question</w:t>
        </w:r>
      </w:ins>
      <w:ins w:id="116" w:author="Ralph Coffman" w:date="2017-04-08T04:11:00Z">
        <w:r>
          <w:t xml:space="preserve"> remains, did </w:t>
        </w:r>
        <w:r w:rsidRPr="00065DA0">
          <w:rPr>
            <w:i/>
            <w:rPrChange w:id="117" w:author="Ralph Coffman" w:date="2017-04-08T04:16:00Z">
              <w:rPr/>
            </w:rPrChange>
          </w:rPr>
          <w:t xml:space="preserve">Homo sapiens </w:t>
        </w:r>
      </w:ins>
      <w:proofErr w:type="spellStart"/>
      <w:ins w:id="118" w:author="Ralph Coffman" w:date="2017-04-08T04:13:00Z">
        <w:r w:rsidRPr="00065DA0">
          <w:rPr>
            <w:i/>
            <w:rPrChange w:id="119" w:author="Ralph Coffman" w:date="2017-04-08T04:16:00Z">
              <w:rPr/>
            </w:rPrChange>
          </w:rPr>
          <w:t>sapiens</w:t>
        </w:r>
        <w:proofErr w:type="spellEnd"/>
        <w:r>
          <w:t xml:space="preserve"> </w:t>
        </w:r>
      </w:ins>
      <w:ins w:id="120" w:author="Ralph Coffman" w:date="2017-04-08T04:11:00Z">
        <w:r>
          <w:t xml:space="preserve">produce these tools or was it </w:t>
        </w:r>
        <w:r w:rsidRPr="00065DA0">
          <w:rPr>
            <w:i/>
            <w:rPrChange w:id="121" w:author="Ralph Coffman" w:date="2017-04-08T04:18:00Z">
              <w:rPr/>
            </w:rPrChange>
          </w:rPr>
          <w:t>Homo erectus</w:t>
        </w:r>
        <w:r>
          <w:t xml:space="preserve">? </w:t>
        </w:r>
      </w:ins>
      <w:ins w:id="122" w:author="Ralph Coffman" w:date="2017-04-08T04:13:00Z">
        <w:r>
          <w:t>The</w:t>
        </w:r>
      </w:ins>
      <w:ins w:id="123" w:author="Ralph Coffman" w:date="2017-04-08T04:14:00Z">
        <w:r>
          <w:t xml:space="preserve"> chopper</w:t>
        </w:r>
      </w:ins>
      <w:ins w:id="124" w:author="Ralph Coffman" w:date="2017-04-08T04:13:00Z">
        <w:r>
          <w:t xml:space="preserve"> resemble</w:t>
        </w:r>
      </w:ins>
      <w:ins w:id="125" w:author="Ralph Coffman" w:date="2017-04-08T04:14:00Z">
        <w:r>
          <w:t>s</w:t>
        </w:r>
      </w:ins>
      <w:ins w:id="126" w:author="Ralph Coffman" w:date="2017-04-08T04:13:00Z">
        <w:r>
          <w:t xml:space="preserve"> </w:t>
        </w:r>
      </w:ins>
      <w:ins w:id="127" w:author="Ralph Coffman" w:date="2017-04-08T04:14:00Z">
        <w:r>
          <w:t xml:space="preserve">the Clactonian technology in England that was the product of either </w:t>
        </w:r>
        <w:r w:rsidRPr="00065DA0">
          <w:rPr>
            <w:i/>
            <w:rPrChange w:id="128" w:author="Ralph Coffman" w:date="2017-04-08T04:15:00Z">
              <w:rPr/>
            </w:rPrChange>
          </w:rPr>
          <w:t xml:space="preserve">Homo </w:t>
        </w:r>
        <w:proofErr w:type="spellStart"/>
        <w:r w:rsidRPr="00065DA0">
          <w:rPr>
            <w:i/>
            <w:rPrChange w:id="129" w:author="Ralph Coffman" w:date="2017-04-08T04:15:00Z">
              <w:rPr/>
            </w:rPrChange>
          </w:rPr>
          <w:t>heidelburgensis</w:t>
        </w:r>
        <w:proofErr w:type="spellEnd"/>
        <w:r>
          <w:t xml:space="preserve"> or </w:t>
        </w:r>
        <w:r w:rsidRPr="00065DA0">
          <w:rPr>
            <w:i/>
            <w:rPrChange w:id="130" w:author="Ralph Coffman" w:date="2017-04-08T04:15:00Z">
              <w:rPr/>
            </w:rPrChange>
          </w:rPr>
          <w:t xml:space="preserve">Homo </w:t>
        </w:r>
      </w:ins>
      <w:ins w:id="131" w:author="Ralph Coffman" w:date="2017-04-08T09:09:00Z">
        <w:r w:rsidR="00161F17">
          <w:rPr>
            <w:i/>
          </w:rPr>
          <w:t>e</w:t>
        </w:r>
      </w:ins>
      <w:ins w:id="132" w:author="Ralph Coffman" w:date="2017-04-08T04:14:00Z">
        <w:r w:rsidRPr="00065DA0">
          <w:rPr>
            <w:i/>
            <w:rPrChange w:id="133" w:author="Ralph Coffman" w:date="2017-04-08T04:15:00Z">
              <w:rPr/>
            </w:rPrChange>
          </w:rPr>
          <w:t>rectus</w:t>
        </w:r>
      </w:ins>
      <w:ins w:id="134" w:author="Ralph Coffman" w:date="2017-04-08T04:18:00Z">
        <w:r>
          <w:t xml:space="preserve"> dating to the Lower Paleolithic</w:t>
        </w:r>
      </w:ins>
      <w:ins w:id="135" w:author="Ralph Coffman" w:date="2017-04-08T04:14:00Z">
        <w:r>
          <w:t xml:space="preserve">. </w:t>
        </w:r>
      </w:ins>
      <w:ins w:id="136" w:author="Ralph Coffman" w:date="2017-04-08T04:13:00Z">
        <w:r>
          <w:t xml:space="preserve"> </w:t>
        </w:r>
      </w:ins>
      <w:ins w:id="137" w:author="Ralph Coffman" w:date="2017-04-08T04:15:00Z">
        <w:r>
          <w:t xml:space="preserve">If this estimate is correct, then we have unique tools from Mount </w:t>
        </w:r>
        <w:proofErr w:type="spellStart"/>
        <w:r>
          <w:t>Hiei</w:t>
        </w:r>
        <w:proofErr w:type="spellEnd"/>
        <w:r>
          <w:t xml:space="preserve"> to document the period before the arrival of </w:t>
        </w:r>
        <w:r w:rsidRPr="00065DA0">
          <w:rPr>
            <w:i/>
            <w:rPrChange w:id="138" w:author="Ralph Coffman" w:date="2017-04-08T04:16:00Z">
              <w:rPr/>
            </w:rPrChange>
          </w:rPr>
          <w:t xml:space="preserve">Homo sapiens </w:t>
        </w:r>
        <w:proofErr w:type="spellStart"/>
        <w:r w:rsidRPr="00065DA0">
          <w:rPr>
            <w:i/>
            <w:rPrChange w:id="139" w:author="Ralph Coffman" w:date="2017-04-08T04:16:00Z">
              <w:rPr/>
            </w:rPrChange>
          </w:rPr>
          <w:t>sapiens</w:t>
        </w:r>
      </w:ins>
      <w:proofErr w:type="spellEnd"/>
      <w:ins w:id="140" w:author="Ralph Coffman" w:date="2017-04-08T04:17:00Z">
        <w:r>
          <w:rPr>
            <w:i/>
          </w:rPr>
          <w:t xml:space="preserve"> </w:t>
        </w:r>
        <w:r>
          <w:t>ca 38,000 BP</w:t>
        </w:r>
      </w:ins>
      <w:ins w:id="141" w:author="Ralph Coffman" w:date="2017-04-08T04:15:00Z">
        <w:r>
          <w:t>.</w:t>
        </w:r>
      </w:ins>
    </w:p>
    <w:p w:rsidR="00065DA0" w:rsidRDefault="00065DA0" w:rsidP="00065DA0"/>
    <w:p w:rsidR="00065DA0" w:rsidRDefault="00065DA0">
      <w:r>
        <w:t>The</w:t>
      </w:r>
      <w:r>
        <w:t xml:space="preserve"> </w:t>
      </w:r>
      <w:proofErr w:type="gramStart"/>
      <w:r>
        <w:t>Currently</w:t>
      </w:r>
      <w:proofErr w:type="gramEnd"/>
      <w:r>
        <w:t xml:space="preserve">, as many as 500 EUP sites are recorded across the Japanese Archipelago. Skeletal remains of a </w:t>
      </w:r>
      <w:r>
        <w:rPr>
          <w:rStyle w:val="Emphasis"/>
        </w:rPr>
        <w:t>Homo sapiens</w:t>
      </w:r>
      <w:r>
        <w:t xml:space="preserve"> individual is known from a site in Okinawa Island in southwestern Japan from ca. 36,000 </w:t>
      </w:r>
      <w:proofErr w:type="spellStart"/>
      <w:r>
        <w:t>cal</w:t>
      </w:r>
      <w:proofErr w:type="spellEnd"/>
      <w:r>
        <w:t xml:space="preserve"> BP. Although human remains are absent from the EUP sites on the main islands of Japan, these sites are associated with standardized lithic tools, evidence of organized use of occupation spaces, long-distance transport, strategic use of high</w:t>
      </w:r>
      <w:r>
        <w:t xml:space="preserve"> </w:t>
      </w:r>
      <w:r>
        <w:t xml:space="preserve">quality lithic raw materials, and other evidence that is usually regarded as indicative of modern behaviors associated with </w:t>
      </w:r>
      <w:r>
        <w:rPr>
          <w:rStyle w:val="Emphasis"/>
        </w:rPr>
        <w:t>H. sapiens</w:t>
      </w:r>
      <w:r>
        <w:t xml:space="preserve">. In some areas, these sites are buried in well-stratified, thick </w:t>
      </w:r>
      <w:proofErr w:type="spellStart"/>
      <w:r>
        <w:t>eolian</w:t>
      </w:r>
      <w:proofErr w:type="spellEnd"/>
      <w:r>
        <w:t xml:space="preserve"> deposits containing key </w:t>
      </w:r>
      <w:proofErr w:type="spellStart"/>
      <w:r>
        <w:t>tephras</w:t>
      </w:r>
      <w:proofErr w:type="spellEnd"/>
      <w:r>
        <w:t xml:space="preserve"> that are useful for stratigraphic correlation and dating, the available results of which indicate that the EUP of Japan appeared after ca. 38,000 </w:t>
      </w:r>
      <w:proofErr w:type="spellStart"/>
      <w:r>
        <w:t>cal</w:t>
      </w:r>
      <w:proofErr w:type="spellEnd"/>
      <w:r>
        <w:t xml:space="preserve"> BP. are very rare or absent, despite exceptionally intensive field excavations in Japan. This suggests that the </w:t>
      </w:r>
    </w:p>
    <w:p w:rsidR="00A20CF5" w:rsidRDefault="00A20CF5" w:rsidP="00A20CF5">
      <w:pPr>
        <w:pStyle w:val="3text"/>
      </w:pPr>
      <w:r>
        <w:t xml:space="preserve">Suzuki, C., ed. 1980. </w:t>
      </w:r>
      <w:proofErr w:type="spellStart"/>
      <w:r>
        <w:rPr>
          <w:rStyle w:val="Emphasis"/>
        </w:rPr>
        <w:t>Teradani</w:t>
      </w:r>
      <w:proofErr w:type="spellEnd"/>
      <w:r>
        <w:rPr>
          <w:rStyle w:val="Emphasis"/>
        </w:rPr>
        <w:t xml:space="preserve"> Iseki</w:t>
      </w:r>
      <w:r>
        <w:t xml:space="preserve"> [</w:t>
      </w:r>
      <w:proofErr w:type="spellStart"/>
      <w:r>
        <w:rPr>
          <w:rStyle w:val="Emphasis"/>
        </w:rPr>
        <w:t>Teradani</w:t>
      </w:r>
      <w:proofErr w:type="spellEnd"/>
      <w:r>
        <w:rPr>
          <w:rStyle w:val="Emphasis"/>
        </w:rPr>
        <w:t xml:space="preserve"> site</w:t>
      </w:r>
      <w:r>
        <w:t xml:space="preserve">]. </w:t>
      </w:r>
      <w:r>
        <w:rPr>
          <w:rStyle w:val="searchwithinhl"/>
        </w:rPr>
        <w:t xml:space="preserve">Kyoto, </w:t>
      </w:r>
      <w:r>
        <w:t>Japan: Heian Museum of Ancient History. (In Japanese.)</w:t>
      </w:r>
    </w:p>
    <w:p w:rsidR="00A20CF5" w:rsidRDefault="00A20CF5"/>
    <w:sectPr w:rsidR="00A20C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lph Coffman">
    <w15:presenceInfo w15:providerId="Windows Live" w15:userId="c049fcec6dac25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CF5"/>
    <w:rsid w:val="00065DA0"/>
    <w:rsid w:val="00151F1C"/>
    <w:rsid w:val="00161F17"/>
    <w:rsid w:val="00745EAA"/>
    <w:rsid w:val="00A20CF5"/>
    <w:rsid w:val="00D57163"/>
    <w:rsid w:val="00DD1B0F"/>
    <w:rsid w:val="00E108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539D50-03D1-4C16-AC76-D80EC7FAB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text">
    <w:name w:val="3text"/>
    <w:basedOn w:val="Normal"/>
    <w:rsid w:val="00A20CF5"/>
    <w:pPr>
      <w:spacing w:before="100" w:beforeAutospacing="1" w:after="100" w:afterAutospacing="1" w:line="240" w:lineRule="auto"/>
    </w:pPr>
    <w:rPr>
      <w:rFonts w:eastAsia="Times New Roman"/>
      <w:bCs/>
      <w:color w:val="auto"/>
    </w:rPr>
  </w:style>
  <w:style w:type="character" w:styleId="Emphasis">
    <w:name w:val="Emphasis"/>
    <w:basedOn w:val="DefaultParagraphFont"/>
    <w:uiPriority w:val="20"/>
    <w:qFormat/>
    <w:rsid w:val="00A20CF5"/>
    <w:rPr>
      <w:i/>
      <w:iCs/>
    </w:rPr>
  </w:style>
  <w:style w:type="character" w:customStyle="1" w:styleId="searchwithinhl">
    <w:name w:val="searchwithinhl"/>
    <w:basedOn w:val="DefaultParagraphFont"/>
    <w:rsid w:val="00A20C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8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microsoft.com/office/2011/relationships/people" Target="people.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453</TotalTime>
  <Pages>2</Pages>
  <Words>479</Words>
  <Characters>2731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2017-04-04T14:21:00Z</dcterms:created>
  <dcterms:modified xsi:type="dcterms:W3CDTF">2017-04-08T13:33:00Z</dcterms:modified>
</cp:coreProperties>
</file>